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6A7E7A" w14:textId="222890BA" w:rsidR="00381944" w:rsidRDefault="00381944" w:rsidP="00381944">
      <w:pPr>
        <w:rPr>
          <w:b/>
          <w:sz w:val="28"/>
          <w:szCs w:val="28"/>
          <w:lang w:eastAsia="ja-JP"/>
        </w:rPr>
      </w:pPr>
      <w:bookmarkStart w:id="0" w:name="_GoBack"/>
      <w:bookmarkEnd w:id="0"/>
      <w:r w:rsidRPr="00721618">
        <w:rPr>
          <w:b/>
          <w:sz w:val="28"/>
          <w:szCs w:val="28"/>
          <w:lang w:eastAsia="ja-JP"/>
        </w:rPr>
        <w:t xml:space="preserve">The </w:t>
      </w:r>
      <w:proofErr w:type="spellStart"/>
      <w:r w:rsidRPr="00721618">
        <w:rPr>
          <w:b/>
          <w:sz w:val="28"/>
          <w:szCs w:val="28"/>
          <w:lang w:eastAsia="ja-JP"/>
        </w:rPr>
        <w:t>Sound</w:t>
      </w:r>
      <w:r>
        <w:rPr>
          <w:b/>
          <w:sz w:val="28"/>
          <w:szCs w:val="28"/>
          <w:lang w:eastAsia="ja-JP"/>
        </w:rPr>
        <w:t>b</w:t>
      </w:r>
      <w:r w:rsidRPr="00721618">
        <w:rPr>
          <w:b/>
          <w:sz w:val="28"/>
          <w:szCs w:val="28"/>
          <w:lang w:eastAsia="ja-JP"/>
        </w:rPr>
        <w:t>ytes</w:t>
      </w:r>
      <w:proofErr w:type="spellEnd"/>
      <w:r w:rsidRPr="00721618">
        <w:rPr>
          <w:b/>
          <w:sz w:val="28"/>
          <w:szCs w:val="28"/>
          <w:lang w:eastAsia="ja-JP"/>
        </w:rPr>
        <w:t xml:space="preserve"> (Team 11)</w:t>
      </w:r>
    </w:p>
    <w:p w14:paraId="09450524" w14:textId="77777777" w:rsidR="00381944" w:rsidRPr="00381944" w:rsidRDefault="00381944" w:rsidP="00381944">
      <w:pPr>
        <w:rPr>
          <w:b/>
          <w:sz w:val="28"/>
          <w:szCs w:val="28"/>
          <w:lang w:eastAsia="ja-JP"/>
        </w:rPr>
      </w:pPr>
    </w:p>
    <w:p w14:paraId="71EB2C53" w14:textId="2A7DDF88" w:rsidR="00381944" w:rsidRDefault="00381944" w:rsidP="00381944">
      <w:pPr>
        <w:rPr>
          <w:lang w:eastAsia="ja-JP"/>
        </w:rPr>
      </w:pPr>
      <w:r w:rsidRPr="00CB06BE">
        <w:rPr>
          <w:i/>
          <w:lang w:eastAsia="ja-JP"/>
        </w:rPr>
        <w:t xml:space="preserve">The </w:t>
      </w:r>
      <w:proofErr w:type="spellStart"/>
      <w:r w:rsidRPr="00CB06BE">
        <w:rPr>
          <w:i/>
          <w:lang w:eastAsia="ja-JP"/>
        </w:rPr>
        <w:t>Soundbytes</w:t>
      </w:r>
      <w:proofErr w:type="spellEnd"/>
      <w:r>
        <w:rPr>
          <w:lang w:eastAsia="ja-JP"/>
        </w:rPr>
        <w:t xml:space="preserve"> has developed a new core infrastructure for the university’s Robot Orchestra outreach project. The project combines engineering with music and art into a single application that can appeal to a wide audience and advertises engineering to people who might not normally consider it. This final year project was motivated by the rising public and industrial interest in the existing Robot Orchestra which, when expanded with the new core, will have greater flexibility, reliability and showcase industrial-standard equipment in an exciting non-traditional way.</w:t>
      </w:r>
    </w:p>
    <w:p w14:paraId="66106203" w14:textId="789CD00F" w:rsidR="00381944" w:rsidRDefault="00381944" w:rsidP="00381944">
      <w:pPr>
        <w:rPr>
          <w:lang w:eastAsia="ja-JP"/>
        </w:rPr>
      </w:pPr>
      <w:r w:rsidRPr="0026477E">
        <w:rPr>
          <w:lang w:eastAsia="ja-JP"/>
        </w:rPr>
        <w:t xml:space="preserve">The aim of the project </w:t>
      </w:r>
      <w:r>
        <w:rPr>
          <w:lang w:eastAsia="ja-JP"/>
        </w:rPr>
        <w:t xml:space="preserve">was to </w:t>
      </w:r>
      <w:r w:rsidRPr="0026477E">
        <w:rPr>
          <w:lang w:eastAsia="ja-JP"/>
        </w:rPr>
        <w:t xml:space="preserve">increase the </w:t>
      </w:r>
      <w:r>
        <w:rPr>
          <w:lang w:eastAsia="ja-JP"/>
        </w:rPr>
        <w:t xml:space="preserve">existing </w:t>
      </w:r>
      <w:r w:rsidRPr="0026477E">
        <w:rPr>
          <w:lang w:eastAsia="ja-JP"/>
        </w:rPr>
        <w:t>orchestra’s capabilities and allow for a wider selection of musical styles to be played while also</w:t>
      </w:r>
      <w:r>
        <w:rPr>
          <w:lang w:eastAsia="ja-JP"/>
        </w:rPr>
        <w:t xml:space="preserve"> allowing for the new instruments to</w:t>
      </w:r>
      <w:r w:rsidRPr="0026477E">
        <w:rPr>
          <w:lang w:eastAsia="ja-JP"/>
        </w:rPr>
        <w:t xml:space="preserve"> be used as a standalone band.</w:t>
      </w:r>
      <w:r>
        <w:rPr>
          <w:lang w:eastAsia="ja-JP"/>
        </w:rPr>
        <w:t xml:space="preserve"> The objectives of the project were to select, design, manufacture and integrate four new instruments, as well as an electronic conductor, and assemble them into a core orchestra that can play together. The instruments that have been developed for this project are: a keyboard (Figure 1), steppers motors (Figure 2),</w:t>
      </w:r>
      <w:r w:rsidR="00484098">
        <w:rPr>
          <w:lang w:eastAsia="ja-JP"/>
        </w:rPr>
        <w:t xml:space="preserve"> Tesla coils (Figure 3</w:t>
      </w:r>
      <w:proofErr w:type="gramStart"/>
      <w:r w:rsidR="00484098">
        <w:rPr>
          <w:lang w:eastAsia="ja-JP"/>
        </w:rPr>
        <w:t xml:space="preserve">), </w:t>
      </w:r>
      <w:r>
        <w:rPr>
          <w:lang w:eastAsia="ja-JP"/>
        </w:rPr>
        <w:t xml:space="preserve"> all</w:t>
      </w:r>
      <w:proofErr w:type="gramEnd"/>
      <w:r>
        <w:rPr>
          <w:lang w:eastAsia="ja-JP"/>
        </w:rPr>
        <w:t xml:space="preserve"> using a Teensy board as a controller and a novel xylophone (Figure </w:t>
      </w:r>
      <w:r w:rsidR="00484098">
        <w:rPr>
          <w:lang w:eastAsia="ja-JP"/>
        </w:rPr>
        <w:t>4</w:t>
      </w:r>
      <w:r>
        <w:rPr>
          <w:lang w:eastAsia="ja-JP"/>
        </w:rPr>
        <w:t xml:space="preserve">) that uses National Instruments’ </w:t>
      </w:r>
      <w:proofErr w:type="spellStart"/>
      <w:r>
        <w:rPr>
          <w:lang w:eastAsia="ja-JP"/>
        </w:rPr>
        <w:t>myRIO</w:t>
      </w:r>
      <w:proofErr w:type="spellEnd"/>
      <w:r>
        <w:rPr>
          <w:lang w:eastAsia="ja-JP"/>
        </w:rPr>
        <w:t xml:space="preserve">. The electronic conductor is based on a Raspberry Pi that sends all the necessary information to each instrument via </w:t>
      </w:r>
      <w:proofErr w:type="spellStart"/>
      <w:r>
        <w:rPr>
          <w:lang w:eastAsia="ja-JP"/>
        </w:rPr>
        <w:t>WiFi</w:t>
      </w:r>
      <w:proofErr w:type="spellEnd"/>
      <w:r>
        <w:rPr>
          <w:lang w:eastAsia="ja-JP"/>
        </w:rPr>
        <w:t>.</w:t>
      </w:r>
      <w:r w:rsidRPr="006D16C4">
        <w:rPr>
          <w:lang w:eastAsia="ja-JP"/>
        </w:rPr>
        <w:t xml:space="preserve"> </w:t>
      </w:r>
      <w:r>
        <w:rPr>
          <w:lang w:eastAsia="ja-JP"/>
        </w:rPr>
        <w:t xml:space="preserve">The instruments can play both individually as well as jointly songs such as </w:t>
      </w:r>
      <w:r>
        <w:rPr>
          <w:i/>
          <w:lang w:eastAsia="ja-JP"/>
        </w:rPr>
        <w:t xml:space="preserve">Californication </w:t>
      </w:r>
      <w:r>
        <w:rPr>
          <w:lang w:eastAsia="ja-JP"/>
        </w:rPr>
        <w:t xml:space="preserve">by the </w:t>
      </w:r>
      <w:proofErr w:type="gramStart"/>
      <w:r>
        <w:rPr>
          <w:i/>
          <w:lang w:eastAsia="ja-JP"/>
        </w:rPr>
        <w:t>Red Hot</w:t>
      </w:r>
      <w:proofErr w:type="gramEnd"/>
      <w:r>
        <w:rPr>
          <w:i/>
          <w:lang w:eastAsia="ja-JP"/>
        </w:rPr>
        <w:t xml:space="preserve"> Chilli Peppers</w:t>
      </w:r>
      <w:r>
        <w:rPr>
          <w:lang w:eastAsia="ja-JP"/>
        </w:rPr>
        <w:t xml:space="preserve">, the </w:t>
      </w:r>
      <w:r>
        <w:rPr>
          <w:i/>
          <w:lang w:eastAsia="ja-JP"/>
        </w:rPr>
        <w:t xml:space="preserve">Game of Thrones Main Theme </w:t>
      </w:r>
      <w:r>
        <w:rPr>
          <w:lang w:eastAsia="ja-JP"/>
        </w:rPr>
        <w:t xml:space="preserve">and </w:t>
      </w:r>
      <w:r>
        <w:rPr>
          <w:i/>
          <w:lang w:eastAsia="ja-JP"/>
        </w:rPr>
        <w:t>Happy Birthday</w:t>
      </w:r>
      <w:r>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14:paraId="1D8D02A8" w14:textId="36763EAD" w:rsidR="00381944" w:rsidRDefault="00381944" w:rsidP="00381944">
      <w:pPr>
        <w:rPr>
          <w:lang w:eastAsia="ja-JP"/>
        </w:rPr>
      </w:pPr>
      <w:r>
        <w:rPr>
          <w:lang w:eastAsia="ja-JP"/>
        </w:rPr>
        <w:t xml:space="preserve">The project showcases the operation of multiple embedded systems to perform a shared task and it has a dual commercial applicability. First, the </w:t>
      </w:r>
      <w:proofErr w:type="spellStart"/>
      <w:r>
        <w:rPr>
          <w:lang w:eastAsia="ja-JP"/>
        </w:rPr>
        <w:t>Soundbytes</w:t>
      </w:r>
      <w:proofErr w:type="spellEnd"/>
      <w:r>
        <w:rPr>
          <w:lang w:eastAsia="ja-JP"/>
        </w:rPr>
        <w:t xml:space="preserve"> orchestra can be used at trade shows and other expo events by technology companies such as National Instruments</w:t>
      </w:r>
      <w:r w:rsidR="008C4442">
        <w:rPr>
          <w:lang w:eastAsia="ja-JP"/>
        </w:rPr>
        <w:t xml:space="preserve"> (</w:t>
      </w:r>
      <w:proofErr w:type="spellStart"/>
      <w:r w:rsidR="008C4442">
        <w:rPr>
          <w:lang w:eastAsia="ja-JP"/>
        </w:rPr>
        <w:t>myRIO</w:t>
      </w:r>
      <w:proofErr w:type="spellEnd"/>
      <w:r w:rsidR="008C4442">
        <w:rPr>
          <w:lang w:eastAsia="ja-JP"/>
        </w:rPr>
        <w:t>)</w:t>
      </w:r>
      <w:r>
        <w:rPr>
          <w:lang w:eastAsia="ja-JP"/>
        </w:rPr>
        <w:t>, ARM</w:t>
      </w:r>
      <w:r w:rsidR="008C4442">
        <w:rPr>
          <w:lang w:eastAsia="ja-JP"/>
        </w:rPr>
        <w:t xml:space="preserve"> (Teensy Board) </w:t>
      </w:r>
      <w:r>
        <w:rPr>
          <w:lang w:eastAsia="ja-JP"/>
        </w:rPr>
        <w:t>or Broadcom</w:t>
      </w:r>
      <w:r w:rsidR="008C4442">
        <w:rPr>
          <w:lang w:eastAsia="ja-JP"/>
        </w:rPr>
        <w:t xml:space="preserve"> (Raspberry Pi)</w:t>
      </w:r>
      <w:r>
        <w:rPr>
          <w:lang w:eastAsia="ja-JP"/>
        </w:rPr>
        <w:t xml:space="preserve"> to showcase their products that are being used in this atypical application.  Secondly, as the project can raise the profile of engineering, it can support corporate social responsibility agendas as well as the governments STEM and STEAM initiatives. The orchestra will also be available as an interactive engagement tool during university open days. To date, the project has been used for a university-hosted outreach event, the IET Faraday Challenge, where it was greatly appreciated by </w:t>
      </w:r>
      <w:r w:rsidR="008C4442">
        <w:rPr>
          <w:lang w:eastAsia="ja-JP"/>
        </w:rPr>
        <w:t xml:space="preserve">approximately 40 </w:t>
      </w:r>
      <w:r>
        <w:rPr>
          <w:lang w:eastAsia="ja-JP"/>
        </w:rPr>
        <w:t xml:space="preserve">Year 8 students. The team is delighted to announce that it has also been accepted to Manchester Museum of Science and Industry’s competitive </w:t>
      </w:r>
      <w:proofErr w:type="spellStart"/>
      <w:r w:rsidRPr="00CB06BE">
        <w:rPr>
          <w:i/>
          <w:lang w:eastAsia="ja-JP"/>
        </w:rPr>
        <w:t>MakeFest</w:t>
      </w:r>
      <w:proofErr w:type="spellEnd"/>
      <w:r>
        <w:rPr>
          <w:lang w:eastAsia="ja-JP"/>
        </w:rPr>
        <w:t xml:space="preserve"> event </w:t>
      </w:r>
      <w:r w:rsidR="008C4442">
        <w:rPr>
          <w:lang w:eastAsia="ja-JP"/>
        </w:rPr>
        <w:t>(26</w:t>
      </w:r>
      <w:r w:rsidR="008C4442" w:rsidRPr="008C4442">
        <w:rPr>
          <w:vertAlign w:val="superscript"/>
          <w:lang w:eastAsia="ja-JP"/>
        </w:rPr>
        <w:t>th</w:t>
      </w:r>
      <w:r w:rsidR="008C4442">
        <w:rPr>
          <w:lang w:eastAsia="ja-JP"/>
        </w:rPr>
        <w:t xml:space="preserve"> May) </w:t>
      </w:r>
      <w:r>
        <w:rPr>
          <w:lang w:eastAsia="ja-JP"/>
        </w:rPr>
        <w:t xml:space="preserve">which is a family friendly festival aimed at raising the interest of the general public in making and engineering. This goes to demonstrate the high interest in this project and its substantial social-good and commercial potential. </w:t>
      </w:r>
    </w:p>
    <w:p w14:paraId="7F8D832F" w14:textId="02E0415F" w:rsidR="004F0EF5" w:rsidRDefault="000C7524">
      <w:pPr>
        <w:rPr>
          <w:lang w:eastAsia="ja-JP"/>
        </w:rPr>
      </w:pPr>
      <w:r>
        <w:rPr>
          <w:noProof/>
        </w:rPr>
        <mc:AlternateContent>
          <mc:Choice Requires="wpg">
            <w:drawing>
              <wp:anchor distT="0" distB="0" distL="114300" distR="114300" simplePos="0" relativeHeight="251659264" behindDoc="0" locked="0" layoutInCell="1" allowOverlap="1" wp14:anchorId="1F5E972C" wp14:editId="6552D56B">
                <wp:simplePos x="0" y="0"/>
                <wp:positionH relativeFrom="margin">
                  <wp:posOffset>3677920</wp:posOffset>
                </wp:positionH>
                <wp:positionV relativeFrom="paragraph">
                  <wp:posOffset>231775</wp:posOffset>
                </wp:positionV>
                <wp:extent cx="2265045" cy="1884045"/>
                <wp:effectExtent l="19050" t="19050" r="20955" b="1905"/>
                <wp:wrapTopAndBottom/>
                <wp:docPr id="10" name="Group 10"/>
                <wp:cNvGraphicFramePr/>
                <a:graphic xmlns:a="http://schemas.openxmlformats.org/drawingml/2006/main">
                  <a:graphicData uri="http://schemas.microsoft.com/office/word/2010/wordprocessingGroup">
                    <wpg:wgp>
                      <wpg:cNvGrpSpPr/>
                      <wpg:grpSpPr>
                        <a:xfrm>
                          <a:off x="0" y="0"/>
                          <a:ext cx="2265045" cy="1884045"/>
                          <a:chOff x="57150" y="128483"/>
                          <a:chExt cx="3289404" cy="3143415"/>
                        </a:xfrm>
                      </wpg:grpSpPr>
                      <wps:wsp>
                        <wps:cNvPr id="12" name="Text Box 12"/>
                        <wps:cNvSpPr txBox="1"/>
                        <wps:spPr>
                          <a:xfrm>
                            <a:off x="93875" y="2862323"/>
                            <a:ext cx="2762250" cy="409575"/>
                          </a:xfrm>
                          <a:prstGeom prst="rect">
                            <a:avLst/>
                          </a:prstGeom>
                          <a:solidFill>
                            <a:prstClr val="white"/>
                          </a:solidFill>
                          <a:ln>
                            <a:noFill/>
                          </a:ln>
                        </wps:spPr>
                        <wps:txbx>
                          <w:txbxContent>
                            <w:p w14:paraId="72EEA559" w14:textId="653DCC8E" w:rsidR="004F0EF5" w:rsidRPr="008D6572" w:rsidRDefault="004F0EF5" w:rsidP="004F0EF5">
                              <w:pPr>
                                <w:pStyle w:val="Caption"/>
                                <w:rPr>
                                  <w:rFonts w:cs="Arial"/>
                                  <w:noProof/>
                                </w:rPr>
                              </w:pPr>
                              <w:r w:rsidRPr="00AA3C5B">
                                <w:rPr>
                                  <w:b/>
                                </w:rPr>
                                <w:t>Figure</w:t>
                              </w:r>
                              <w:r>
                                <w:rPr>
                                  <w:b/>
                                </w:rPr>
                                <w:t xml:space="preserve"> 2</w:t>
                              </w:r>
                              <w:r>
                                <w:rPr>
                                  <w:b/>
                                  <w:lang w:val="en-US"/>
                                </w:rPr>
                                <w:t xml:space="preserve">. </w:t>
                              </w:r>
                              <w:r>
                                <w:rPr>
                                  <w:lang w:val="en-US"/>
                                </w:rPr>
                                <w:t>Stepper Motors Instrument</w:t>
                              </w:r>
                            </w:p>
                            <w:p w14:paraId="484A2A2A" w14:textId="77777777" w:rsidR="004F0EF5" w:rsidRPr="005A5E51" w:rsidRDefault="004F0EF5" w:rsidP="004F0EF5">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pic:cNvPicPr/>
                        </pic:nvPicPr>
                        <pic:blipFill>
                          <a:blip r:embed="rId6" cstate="print">
                            <a:extLst>
                              <a:ext uri="{28A0092B-C50C-407E-A947-70E740481C1C}">
                                <a14:useLocalDpi xmlns:a14="http://schemas.microsoft.com/office/drawing/2010/main" val="0"/>
                              </a:ext>
                            </a:extLst>
                          </a:blip>
                          <a:stretch>
                            <a:fillRect/>
                          </a:stretch>
                        </pic:blipFill>
                        <pic:spPr>
                          <a:xfrm>
                            <a:off x="57150" y="128483"/>
                            <a:ext cx="3289404" cy="2660388"/>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F5E972C" id="Group 10" o:spid="_x0000_s1026" style="position:absolute;left:0;text-align:left;margin-left:289.6pt;margin-top:18.25pt;width:178.35pt;height:148.35pt;z-index:251659264;mso-position-horizontal-relative:margin;mso-width-relative:margin;mso-height-relative:margin" coordorigin="571,1284" coordsize="32894,31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">
                <v:shapetype id="_x0000_t202" coordsize="21600,21600" o:spt="202" path="m,l,21600r21600,l21600,xe">
                  <v:stroke joinstyle="miter"/>
                  <v:path gradientshapeok="t" o:connecttype="rect"/>
                </v:shapetype>
                <v:shape id="Text Box 12" o:spid="_x0000_s1027" type="#_x0000_t202" style="position:absolute;left:938;top:28623;width:2762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72EEA559" w14:textId="653DCC8E" w:rsidR="004F0EF5" w:rsidRPr="008D6572" w:rsidRDefault="004F0EF5" w:rsidP="004F0EF5">
                        <w:pPr>
                          <w:pStyle w:val="Caption"/>
                          <w:rPr>
                            <w:rFonts w:cs="Arial"/>
                            <w:noProof/>
                          </w:rPr>
                        </w:pPr>
                        <w:r w:rsidRPr="00AA3C5B">
                          <w:rPr>
                            <w:b/>
                          </w:rPr>
                          <w:t>Figure</w:t>
                        </w:r>
                        <w:r>
                          <w:rPr>
                            <w:b/>
                          </w:rPr>
                          <w:t xml:space="preserve"> 2</w:t>
                        </w:r>
                        <w:r>
                          <w:rPr>
                            <w:b/>
                            <w:lang w:val="en-US"/>
                          </w:rPr>
                          <w:t xml:space="preserve">. </w:t>
                        </w:r>
                        <w:r>
                          <w:rPr>
                            <w:lang w:val="en-US"/>
                          </w:rPr>
                          <w:t>Stepper Motors Instrument</w:t>
                        </w:r>
                      </w:p>
                      <w:p w14:paraId="484A2A2A" w14:textId="77777777" w:rsidR="004F0EF5" w:rsidRPr="005A5E51" w:rsidRDefault="004F0EF5" w:rsidP="004F0EF5">
                        <w:pPr>
                          <w:pStyle w:val="Caption"/>
                          <w:rPr>
                            <w:noProof/>
                            <w:szCs w:val="20"/>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571;top:1284;width:32894;height:2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" stroked="t" strokecolor="black [3213]">
                  <v:imagedata r:id="rId7" o:title=""/>
                </v:shape>
                <w10:wrap type="topAndBottom" anchorx="margin"/>
              </v:group>
            </w:pict>
          </mc:Fallback>
        </mc:AlternateContent>
      </w:r>
      <w:r>
        <w:rPr>
          <w:noProof/>
        </w:rPr>
        <mc:AlternateContent>
          <mc:Choice Requires="wpg">
            <w:drawing>
              <wp:anchor distT="0" distB="0" distL="114300" distR="114300" simplePos="0" relativeHeight="251658239" behindDoc="0" locked="0" layoutInCell="1" allowOverlap="1" wp14:anchorId="0D47F3DE" wp14:editId="5F91A2EE">
                <wp:simplePos x="0" y="0"/>
                <wp:positionH relativeFrom="margin">
                  <wp:posOffset>685800</wp:posOffset>
                </wp:positionH>
                <wp:positionV relativeFrom="paragraph">
                  <wp:posOffset>231775</wp:posOffset>
                </wp:positionV>
                <wp:extent cx="2411095" cy="1884045"/>
                <wp:effectExtent l="19050" t="19050" r="8255" b="1905"/>
                <wp:wrapTopAndBottom/>
                <wp:docPr id="8" name="Group 8"/>
                <wp:cNvGraphicFramePr/>
                <a:graphic xmlns:a="http://schemas.openxmlformats.org/drawingml/2006/main">
                  <a:graphicData uri="http://schemas.microsoft.com/office/word/2010/wordprocessingGroup">
                    <wpg:wgp>
                      <wpg:cNvGrpSpPr/>
                      <wpg:grpSpPr>
                        <a:xfrm>
                          <a:off x="0" y="0"/>
                          <a:ext cx="2411095" cy="1884045"/>
                          <a:chOff x="71833" y="433864"/>
                          <a:chExt cx="2762250" cy="2696714"/>
                        </a:xfrm>
                      </wpg:grpSpPr>
                      <wps:wsp>
                        <wps:cNvPr id="9" name="Text Box 9"/>
                        <wps:cNvSpPr txBox="1"/>
                        <wps:spPr>
                          <a:xfrm>
                            <a:off x="71833" y="2721004"/>
                            <a:ext cx="2762250" cy="409574"/>
                          </a:xfrm>
                          <a:prstGeom prst="rect">
                            <a:avLst/>
                          </a:prstGeom>
                          <a:solidFill>
                            <a:prstClr val="white"/>
                          </a:solidFill>
                          <a:ln>
                            <a:noFill/>
                          </a:ln>
                        </wps:spPr>
                        <wps:txbx>
                          <w:txbxContent>
                            <w:p w14:paraId="4D419D31" w14:textId="123E23C0" w:rsidR="004F0EF5" w:rsidRPr="008D6572" w:rsidRDefault="004F0EF5" w:rsidP="004F0EF5">
                              <w:pPr>
                                <w:pStyle w:val="Caption"/>
                                <w:jc w:val="center"/>
                                <w:rPr>
                                  <w:rFonts w:cs="Arial"/>
                                  <w:noProof/>
                                </w:rPr>
                              </w:pPr>
                              <w:r w:rsidRPr="00AA3C5B">
                                <w:rPr>
                                  <w:b/>
                                </w:rPr>
                                <w:t xml:space="preserve">Figure </w:t>
                              </w:r>
                              <w:r w:rsidR="009826BA">
                                <w:rPr>
                                  <w:b/>
                                </w:rPr>
                                <w:t>1</w:t>
                              </w:r>
                              <w:r>
                                <w:rPr>
                                  <w:b/>
                                  <w:lang w:val="en-US"/>
                                </w:rPr>
                                <w:t xml:space="preserve">. </w:t>
                              </w:r>
                              <w:r>
                                <w:rPr>
                                  <w:lang w:val="en-US"/>
                                </w:rPr>
                                <w:t>Keyboard</w:t>
                              </w:r>
                              <w:r w:rsidRPr="004907FA">
                                <w:rPr>
                                  <w:lang w:val="en-US"/>
                                </w:rPr>
                                <w:t>.</w:t>
                              </w:r>
                            </w:p>
                            <w:p w14:paraId="693841AE" w14:textId="77777777" w:rsidR="004F0EF5" w:rsidRPr="005A5E51" w:rsidRDefault="004F0EF5" w:rsidP="004F0EF5">
                              <w:pPr>
                                <w:pStyle w:val="Caption"/>
                                <w:jc w:val="center"/>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71834" y="433864"/>
                            <a:ext cx="2513021" cy="217260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D47F3DE" id="Group 8" o:spid="_x0000_s1029" style="position:absolute;left:0;text-align:left;margin-left:54pt;margin-top:18.25pt;width:189.85pt;height:148.35pt;z-index:251658239;mso-position-horizontal-relative:margin;mso-width-relative:margin;mso-height-relative:margin" coordorigin="718,4338" coordsize="27622,2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">
                <v:shape id="Text Box 9" o:spid="_x0000_s1030" type="#_x0000_t202" style="position:absolute;left:718;top:27210;width:2762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D419D31" w14:textId="123E23C0" w:rsidR="004F0EF5" w:rsidRPr="008D6572" w:rsidRDefault="004F0EF5" w:rsidP="004F0EF5">
                        <w:pPr>
                          <w:pStyle w:val="Caption"/>
                          <w:jc w:val="center"/>
                          <w:rPr>
                            <w:rFonts w:cs="Arial"/>
                            <w:noProof/>
                          </w:rPr>
                        </w:pPr>
                        <w:r w:rsidRPr="00AA3C5B">
                          <w:rPr>
                            <w:b/>
                          </w:rPr>
                          <w:t xml:space="preserve">Figure </w:t>
                        </w:r>
                        <w:r w:rsidR="009826BA">
                          <w:rPr>
                            <w:b/>
                          </w:rPr>
                          <w:t>1</w:t>
                        </w:r>
                        <w:bookmarkStart w:id="1" w:name="_GoBack"/>
                        <w:bookmarkEnd w:id="1"/>
                        <w:r>
                          <w:rPr>
                            <w:b/>
                            <w:lang w:val="en-US"/>
                          </w:rPr>
                          <w:t xml:space="preserve">. </w:t>
                        </w:r>
                        <w:r>
                          <w:rPr>
                            <w:lang w:val="en-US"/>
                          </w:rPr>
                          <w:t>Keyboard</w:t>
                        </w:r>
                        <w:r w:rsidRPr="004907FA">
                          <w:rPr>
                            <w:lang w:val="en-US"/>
                          </w:rPr>
                          <w:t>.</w:t>
                        </w:r>
                      </w:p>
                      <w:p w14:paraId="693841AE" w14:textId="77777777" w:rsidR="004F0EF5" w:rsidRPr="005A5E51" w:rsidRDefault="004F0EF5" w:rsidP="004F0EF5">
                        <w:pPr>
                          <w:pStyle w:val="Caption"/>
                          <w:jc w:val="center"/>
                          <w:rPr>
                            <w:noProof/>
                            <w:szCs w:val="20"/>
                          </w:rPr>
                        </w:pPr>
                      </w:p>
                    </w:txbxContent>
                  </v:textbox>
                </v:shape>
                <v:shape id="Picture 13" o:spid="_x0000_s1031" type="#_x0000_t75" style="position:absolute;left:718;top:4338;width:25130;height:2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" stroked="t" strokecolor="black [3213]">
                  <v:imagedata r:id="rId9" o:title=""/>
                </v:shape>
                <w10:wrap type="topAndBottom" anchorx="margin"/>
              </v:group>
            </w:pict>
          </mc:Fallback>
        </mc:AlternateContent>
      </w:r>
      <w:r>
        <w:rPr>
          <w:noProof/>
        </w:rPr>
        <mc:AlternateContent>
          <mc:Choice Requires="wpg">
            <w:drawing>
              <wp:anchor distT="0" distB="0" distL="114300" distR="114300" simplePos="0" relativeHeight="251661312" behindDoc="0" locked="0" layoutInCell="1" allowOverlap="1" wp14:anchorId="5A7E88FF" wp14:editId="1746B61A">
                <wp:simplePos x="0" y="0"/>
                <wp:positionH relativeFrom="margin">
                  <wp:posOffset>3495040</wp:posOffset>
                </wp:positionH>
                <wp:positionV relativeFrom="paragraph">
                  <wp:posOffset>2207260</wp:posOffset>
                </wp:positionV>
                <wp:extent cx="2553335" cy="1617980"/>
                <wp:effectExtent l="0" t="19050" r="0" b="1270"/>
                <wp:wrapTopAndBottom/>
                <wp:docPr id="5" name="Group 5"/>
                <wp:cNvGraphicFramePr/>
                <a:graphic xmlns:a="http://schemas.openxmlformats.org/drawingml/2006/main">
                  <a:graphicData uri="http://schemas.microsoft.com/office/word/2010/wordprocessingGroup">
                    <wpg:wgp>
                      <wpg:cNvGrpSpPr/>
                      <wpg:grpSpPr>
                        <a:xfrm>
                          <a:off x="0" y="0"/>
                          <a:ext cx="2553335" cy="1617980"/>
                          <a:chOff x="18411" y="923099"/>
                          <a:chExt cx="2762250" cy="1958687"/>
                        </a:xfrm>
                      </wpg:grpSpPr>
                      <wps:wsp>
                        <wps:cNvPr id="6" name="Text Box 6"/>
                        <wps:cNvSpPr txBox="1"/>
                        <wps:spPr>
                          <a:xfrm>
                            <a:off x="18411" y="2694621"/>
                            <a:ext cx="2762250" cy="187165"/>
                          </a:xfrm>
                          <a:prstGeom prst="rect">
                            <a:avLst/>
                          </a:prstGeom>
                          <a:solidFill>
                            <a:prstClr val="white"/>
                          </a:solidFill>
                          <a:ln>
                            <a:noFill/>
                          </a:ln>
                        </wps:spPr>
                        <wps:txbx>
                          <w:txbxContent>
                            <w:p w14:paraId="405715D3" w14:textId="69D0ED7D" w:rsidR="004F0EF5" w:rsidRPr="008D6572" w:rsidRDefault="004F0EF5" w:rsidP="004F0EF5">
                              <w:pPr>
                                <w:pStyle w:val="Caption"/>
                                <w:jc w:val="center"/>
                                <w:rPr>
                                  <w:rFonts w:cs="Arial"/>
                                  <w:noProof/>
                                </w:rPr>
                              </w:pPr>
                              <w:r w:rsidRPr="00AA3C5B">
                                <w:rPr>
                                  <w:b/>
                                </w:rPr>
                                <w:t xml:space="preserve">Figure </w:t>
                              </w:r>
                              <w:r w:rsidR="000C7524">
                                <w:rPr>
                                  <w:b/>
                                </w:rPr>
                                <w:t>4</w:t>
                              </w:r>
                              <w:r w:rsidR="009826BA">
                                <w:rPr>
                                  <w:b/>
                                </w:rPr>
                                <w:t>.</w:t>
                              </w:r>
                              <w:r>
                                <w:rPr>
                                  <w:b/>
                                  <w:lang w:val="en-US"/>
                                </w:rPr>
                                <w:t xml:space="preserve"> </w:t>
                              </w:r>
                              <w:r>
                                <w:rPr>
                                  <w:lang w:val="en-US"/>
                                </w:rPr>
                                <w:t>Xylophone</w:t>
                              </w:r>
                              <w:r w:rsidRPr="004907FA">
                                <w:rPr>
                                  <w:lang w:val="en-US"/>
                                </w:rPr>
                                <w:t>.</w:t>
                              </w:r>
                            </w:p>
                            <w:p w14:paraId="67ED0CE7" w14:textId="77777777" w:rsidR="004F0EF5" w:rsidRPr="005A5E51" w:rsidRDefault="004F0EF5" w:rsidP="004F0EF5">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194245" y="923099"/>
                            <a:ext cx="2473042" cy="167333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A7E88FF" id="Group 5" o:spid="_x0000_s1032" style="position:absolute;left:0;text-align:left;margin-left:275.2pt;margin-top:173.8pt;width:201.05pt;height:127.4pt;z-index:251661312;mso-position-horizontal-relative:margin;mso-width-relative:margin;mso-height-relative:margin" coordorigin="184,9230" coordsize="27622,19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">
                <v:shape id="Text Box 6" o:spid="_x0000_s1033" type="#_x0000_t202" style="position:absolute;left:184;top:26946;width:27622;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05715D3" w14:textId="69D0ED7D" w:rsidR="004F0EF5" w:rsidRPr="008D6572" w:rsidRDefault="004F0EF5" w:rsidP="004F0EF5">
                        <w:pPr>
                          <w:pStyle w:val="Caption"/>
                          <w:jc w:val="center"/>
                          <w:rPr>
                            <w:rFonts w:cs="Arial"/>
                            <w:noProof/>
                          </w:rPr>
                        </w:pPr>
                        <w:r w:rsidRPr="00AA3C5B">
                          <w:rPr>
                            <w:b/>
                          </w:rPr>
                          <w:t xml:space="preserve">Figure </w:t>
                        </w:r>
                        <w:r w:rsidR="000C7524">
                          <w:rPr>
                            <w:b/>
                          </w:rPr>
                          <w:t>4</w:t>
                        </w:r>
                        <w:r w:rsidR="009826BA">
                          <w:rPr>
                            <w:b/>
                          </w:rPr>
                          <w:t>.</w:t>
                        </w:r>
                        <w:r>
                          <w:rPr>
                            <w:b/>
                            <w:lang w:val="en-US"/>
                          </w:rPr>
                          <w:t xml:space="preserve"> </w:t>
                        </w:r>
                        <w:r>
                          <w:rPr>
                            <w:lang w:val="en-US"/>
                          </w:rPr>
                          <w:t>Xylophone</w:t>
                        </w:r>
                        <w:r w:rsidRPr="004907FA">
                          <w:rPr>
                            <w:lang w:val="en-US"/>
                          </w:rPr>
                          <w:t>.</w:t>
                        </w:r>
                      </w:p>
                      <w:p w14:paraId="67ED0CE7" w14:textId="77777777" w:rsidR="004F0EF5" w:rsidRPr="005A5E51" w:rsidRDefault="004F0EF5" w:rsidP="004F0EF5">
                        <w:pPr>
                          <w:pStyle w:val="Caption"/>
                          <w:rPr>
                            <w:noProof/>
                            <w:szCs w:val="20"/>
                          </w:rPr>
                        </w:pPr>
                      </w:p>
                    </w:txbxContent>
                  </v:textbox>
                </v:shape>
                <v:shape id="Picture 7" o:spid="_x0000_s1034" type="#_x0000_t75" style="position:absolute;left:1942;top:9230;width:24730;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" stroked="t" strokecolor="black [3213]">
                  <v:imagedata r:id="rId11" o:title=""/>
                </v:shape>
                <w10:wrap type="topAndBottom" anchorx="margin"/>
              </v:group>
            </w:pict>
          </mc:Fallback>
        </mc:AlternateContent>
      </w:r>
      <w:r>
        <w:rPr>
          <w:noProof/>
        </w:rPr>
        <mc:AlternateContent>
          <mc:Choice Requires="wpg">
            <w:drawing>
              <wp:anchor distT="0" distB="0" distL="114300" distR="114300" simplePos="0" relativeHeight="251665408" behindDoc="0" locked="0" layoutInCell="1" allowOverlap="1" wp14:anchorId="1F73F97E" wp14:editId="6A42CDA6">
                <wp:simplePos x="0" y="0"/>
                <wp:positionH relativeFrom="margin">
                  <wp:posOffset>681914</wp:posOffset>
                </wp:positionH>
                <wp:positionV relativeFrom="paragraph">
                  <wp:posOffset>2207260</wp:posOffset>
                </wp:positionV>
                <wp:extent cx="2560955" cy="1619250"/>
                <wp:effectExtent l="19050" t="19050" r="0" b="0"/>
                <wp:wrapTopAndBottom/>
                <wp:docPr id="14" name="Group 14"/>
                <wp:cNvGraphicFramePr/>
                <a:graphic xmlns:a="http://schemas.openxmlformats.org/drawingml/2006/main">
                  <a:graphicData uri="http://schemas.microsoft.com/office/word/2010/wordprocessingGroup">
                    <wpg:wgp>
                      <wpg:cNvGrpSpPr/>
                      <wpg:grpSpPr>
                        <a:xfrm>
                          <a:off x="0" y="0"/>
                          <a:ext cx="2560955" cy="1619250"/>
                          <a:chOff x="-78716" y="493011"/>
                          <a:chExt cx="3223291" cy="2380460"/>
                        </a:xfrm>
                      </wpg:grpSpPr>
                      <wps:wsp>
                        <wps:cNvPr id="15" name="Text Box 15"/>
                        <wps:cNvSpPr txBox="1"/>
                        <wps:spPr>
                          <a:xfrm>
                            <a:off x="382325" y="2699393"/>
                            <a:ext cx="2762250" cy="174078"/>
                          </a:xfrm>
                          <a:prstGeom prst="rect">
                            <a:avLst/>
                          </a:prstGeom>
                          <a:solidFill>
                            <a:prstClr val="white"/>
                          </a:solidFill>
                          <a:ln>
                            <a:noFill/>
                          </a:ln>
                        </wps:spPr>
                        <wps:txbx>
                          <w:txbxContent>
                            <w:p w14:paraId="583220A3" w14:textId="7613D09D" w:rsidR="004F0EF5" w:rsidRPr="008D6572" w:rsidRDefault="004F0EF5" w:rsidP="004F0EF5">
                              <w:pPr>
                                <w:pStyle w:val="Caption"/>
                                <w:rPr>
                                  <w:rFonts w:cs="Arial"/>
                                  <w:noProof/>
                                </w:rPr>
                              </w:pPr>
                              <w:r w:rsidRPr="00AA3C5B">
                                <w:rPr>
                                  <w:b/>
                                </w:rPr>
                                <w:t>Figure</w:t>
                              </w:r>
                              <w:r>
                                <w:rPr>
                                  <w:b/>
                                </w:rPr>
                                <w:t xml:space="preserve"> </w:t>
                              </w:r>
                              <w:r w:rsidR="000C7524">
                                <w:rPr>
                                  <w:b/>
                                </w:rPr>
                                <w:t>3.</w:t>
                              </w:r>
                              <w:r>
                                <w:rPr>
                                  <w:b/>
                                  <w:lang w:val="en-US"/>
                                </w:rPr>
                                <w:t xml:space="preserve"> </w:t>
                              </w:r>
                              <w:r>
                                <w:rPr>
                                  <w:lang w:val="en-US"/>
                                </w:rPr>
                                <w:t>Tesla Coil Instrument</w:t>
                              </w:r>
                              <w:r w:rsidRPr="004907FA">
                                <w:rPr>
                                  <w:lang w:val="en-US"/>
                                </w:rPr>
                                <w:t>.</w:t>
                              </w:r>
                            </w:p>
                            <w:p w14:paraId="161B02A1" w14:textId="77777777" w:rsidR="004F0EF5" w:rsidRPr="005A5E51" w:rsidRDefault="004F0EF5" w:rsidP="004F0EF5">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78716" y="493011"/>
                            <a:ext cx="2760865" cy="2032767"/>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F73F97E" id="Group 14" o:spid="_x0000_s1035" style="position:absolute;left:0;text-align:left;margin-left:53.7pt;margin-top:173.8pt;width:201.65pt;height:127.5pt;z-index:251665408;mso-position-horizontal-relative:margin;mso-width-relative:margin;mso-height-relative:margin" coordorigin="-787,4930" coordsize="32232,23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">
                <v:shape id="Text Box 15" o:spid="_x0000_s1036" type="#_x0000_t202" style="position:absolute;left:3823;top:26993;width:276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583220A3" w14:textId="7613D09D" w:rsidR="004F0EF5" w:rsidRPr="008D6572" w:rsidRDefault="004F0EF5" w:rsidP="004F0EF5">
                        <w:pPr>
                          <w:pStyle w:val="Caption"/>
                          <w:rPr>
                            <w:rFonts w:cs="Arial"/>
                            <w:noProof/>
                          </w:rPr>
                        </w:pPr>
                        <w:r w:rsidRPr="00AA3C5B">
                          <w:rPr>
                            <w:b/>
                          </w:rPr>
                          <w:t>Figure</w:t>
                        </w:r>
                        <w:r>
                          <w:rPr>
                            <w:b/>
                          </w:rPr>
                          <w:t xml:space="preserve"> </w:t>
                        </w:r>
                        <w:r w:rsidR="000C7524">
                          <w:rPr>
                            <w:b/>
                          </w:rPr>
                          <w:t>3.</w:t>
                        </w:r>
                        <w:r>
                          <w:rPr>
                            <w:b/>
                            <w:lang w:val="en-US"/>
                          </w:rPr>
                          <w:t xml:space="preserve"> </w:t>
                        </w:r>
                        <w:r>
                          <w:rPr>
                            <w:lang w:val="en-US"/>
                          </w:rPr>
                          <w:t>Tesla Coil Instrument</w:t>
                        </w:r>
                        <w:r w:rsidRPr="004907FA">
                          <w:rPr>
                            <w:lang w:val="en-US"/>
                          </w:rPr>
                          <w:t>.</w:t>
                        </w:r>
                      </w:p>
                      <w:p w14:paraId="161B02A1" w14:textId="77777777" w:rsidR="004F0EF5" w:rsidRPr="005A5E51" w:rsidRDefault="004F0EF5" w:rsidP="004F0EF5">
                        <w:pPr>
                          <w:pStyle w:val="Caption"/>
                          <w:rPr>
                            <w:noProof/>
                            <w:szCs w:val="20"/>
                          </w:rPr>
                        </w:pPr>
                      </w:p>
                    </w:txbxContent>
                  </v:textbox>
                </v:shape>
                <v:shape id="Picture 16" o:spid="_x0000_s1037" type="#_x0000_t75" style="position:absolute;left:-787;top:4930;width:27608;height:2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" stroked="t" strokecolor="black [3213]">
                  <v:imagedata r:id="rId13" o:title=""/>
                </v:shape>
                <w10:wrap type="topAndBottom" anchorx="margin"/>
              </v:group>
            </w:pict>
          </mc:Fallback>
        </mc:AlternateContent>
      </w:r>
    </w:p>
    <w:sectPr w:rsidR="004F0EF5" w:rsidSect="004F0EF5">
      <w:headerReference w:type="default" r:id="rId14"/>
      <w:footerReference w:type="default" r:id="rId15"/>
      <w:pgSz w:w="11906" w:h="16838"/>
      <w:pgMar w:top="851" w:right="567" w:bottom="851" w:left="567" w:header="709"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EC49F" w14:textId="77777777" w:rsidR="001F3042" w:rsidRDefault="001F3042" w:rsidP="00381944">
      <w:pPr>
        <w:spacing w:after="0"/>
      </w:pPr>
      <w:r>
        <w:separator/>
      </w:r>
    </w:p>
  </w:endnote>
  <w:endnote w:type="continuationSeparator" w:id="0">
    <w:p w14:paraId="0C0E750B" w14:textId="77777777" w:rsidR="001F3042" w:rsidRDefault="001F3042" w:rsidP="003819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9F78A" w14:textId="77777777" w:rsidR="004F0EF5" w:rsidRDefault="004F0EF5" w:rsidP="00381944">
    <w:pPr>
      <w:pStyle w:val="Footer"/>
      <w:jc w:val="center"/>
      <w:rPr>
        <w:sz w:val="18"/>
        <w:szCs w:val="18"/>
      </w:rPr>
    </w:pPr>
  </w:p>
  <w:p w14:paraId="67FBC74E" w14:textId="0BC45051" w:rsidR="00381944" w:rsidRPr="00CB06BE" w:rsidRDefault="00381944" w:rsidP="00381944">
    <w:pPr>
      <w:pStyle w:val="Footer"/>
      <w:jc w:val="center"/>
      <w:rPr>
        <w:sz w:val="18"/>
        <w:szCs w:val="18"/>
      </w:rPr>
    </w:pPr>
    <w:r w:rsidRPr="00CB06BE">
      <w:rPr>
        <w:sz w:val="18"/>
        <w:szCs w:val="18"/>
      </w:rPr>
      <w:t xml:space="preserve">The </w:t>
    </w:r>
    <w:proofErr w:type="spellStart"/>
    <w:r w:rsidRPr="00CB06BE">
      <w:rPr>
        <w:sz w:val="18"/>
        <w:szCs w:val="18"/>
      </w:rPr>
      <w:t>Soundbytes</w:t>
    </w:r>
    <w:proofErr w:type="spellEnd"/>
    <w:r w:rsidRPr="00CB06BE">
      <w:rPr>
        <w:sz w:val="18"/>
        <w:szCs w:val="18"/>
      </w:rPr>
      <w:t>’ executive Summary to the IAG Board 2018</w:t>
    </w:r>
  </w:p>
  <w:p w14:paraId="032D5DC9" w14:textId="77777777" w:rsidR="00381944" w:rsidRDefault="003819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33D4A" w14:textId="77777777" w:rsidR="001F3042" w:rsidRDefault="001F3042" w:rsidP="00381944">
      <w:pPr>
        <w:spacing w:after="0"/>
      </w:pPr>
      <w:r>
        <w:separator/>
      </w:r>
    </w:p>
  </w:footnote>
  <w:footnote w:type="continuationSeparator" w:id="0">
    <w:p w14:paraId="10DA195D" w14:textId="77777777" w:rsidR="001F3042" w:rsidRDefault="001F3042" w:rsidP="0038194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440C1D" w14:textId="66C48A32" w:rsidR="00381944" w:rsidRDefault="00381944">
    <w:pPr>
      <w:pStyle w:val="Header"/>
    </w:pPr>
    <w:ins w:id="1" w:author="Danielle George" w:date="2018-04-26T12:44:00Z">
      <w:r>
        <w:rPr>
          <w:noProof/>
        </w:rPr>
        <w:drawing>
          <wp:anchor distT="0" distB="0" distL="114300" distR="114300" simplePos="0" relativeHeight="251659264" behindDoc="1" locked="0" layoutInCell="1" allowOverlap="1" wp14:anchorId="1CF69235" wp14:editId="2ADF23F6">
            <wp:simplePos x="0" y="0"/>
            <wp:positionH relativeFrom="column">
              <wp:posOffset>-341300</wp:posOffset>
            </wp:positionH>
            <wp:positionV relativeFrom="paragraph">
              <wp:posOffset>-479425</wp:posOffset>
            </wp:positionV>
            <wp:extent cx="1290536" cy="1083013"/>
            <wp:effectExtent l="0" t="0" r="5080" b="0"/>
            <wp:wrapNone/>
            <wp:docPr id="4" name="Picture 1" descr="http://www.campus.manchester.ac.uk/medialibrary/marketing/logos/TUOM_4COL croppe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www.campus.manchester.ac.uk/medialibrary/marketing/logos/TUOM_4COL cropped.jp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0536" cy="1083013"/>
                    </a:xfrm>
                    <a:prstGeom prst="rect">
                      <a:avLst/>
                    </a:prstGeom>
                    <a:noFill/>
                  </pic:spPr>
                </pic:pic>
              </a:graphicData>
            </a:graphic>
            <wp14:sizeRelH relativeFrom="page">
              <wp14:pctWidth>0</wp14:pctWidth>
            </wp14:sizeRelH>
            <wp14:sizeRelV relativeFrom="page">
              <wp14:pctHeight>0</wp14:pctHeight>
            </wp14:sizeRelV>
          </wp:anchor>
        </w:drawing>
      </w:r>
    </w:ins>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le George">
    <w15:presenceInfo w15:providerId="None" w15:userId="Danielle Georg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D39"/>
    <w:rsid w:val="000C7524"/>
    <w:rsid w:val="001F3042"/>
    <w:rsid w:val="00341311"/>
    <w:rsid w:val="00381944"/>
    <w:rsid w:val="0046653B"/>
    <w:rsid w:val="00484098"/>
    <w:rsid w:val="004F0EF5"/>
    <w:rsid w:val="00537647"/>
    <w:rsid w:val="00643057"/>
    <w:rsid w:val="008C4442"/>
    <w:rsid w:val="009826BA"/>
    <w:rsid w:val="00BA1143"/>
    <w:rsid w:val="00CE3D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D9946"/>
  <w15:chartTrackingRefBased/>
  <w15:docId w15:val="{B56D5A17-C655-4C70-A408-8D40C2C41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81944"/>
    <w:pPr>
      <w:widowControl w:val="0"/>
      <w:spacing w:after="120" w:line="240" w:lineRule="auto"/>
      <w:jc w:val="both"/>
    </w:pPr>
    <w:rPr>
      <w:rFonts w:ascii="Arial" w:eastAsia="Times New Roman" w:hAnsi="Arial" w:cs="Times New Roman"/>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944"/>
    <w:pPr>
      <w:tabs>
        <w:tab w:val="center" w:pos="4513"/>
        <w:tab w:val="right" w:pos="9026"/>
      </w:tabs>
      <w:spacing w:after="0"/>
    </w:pPr>
  </w:style>
  <w:style w:type="character" w:customStyle="1" w:styleId="HeaderChar">
    <w:name w:val="Header Char"/>
    <w:basedOn w:val="DefaultParagraphFont"/>
    <w:link w:val="Header"/>
    <w:uiPriority w:val="99"/>
    <w:rsid w:val="00381944"/>
    <w:rPr>
      <w:rFonts w:ascii="Arial" w:eastAsia="Times New Roman" w:hAnsi="Arial" w:cs="Times New Roman"/>
      <w:szCs w:val="20"/>
      <w:lang w:eastAsia="en-GB"/>
    </w:rPr>
  </w:style>
  <w:style w:type="paragraph" w:styleId="Footer">
    <w:name w:val="footer"/>
    <w:basedOn w:val="Normal"/>
    <w:link w:val="FooterChar"/>
    <w:uiPriority w:val="99"/>
    <w:unhideWhenUsed/>
    <w:rsid w:val="00381944"/>
    <w:pPr>
      <w:tabs>
        <w:tab w:val="center" w:pos="4513"/>
        <w:tab w:val="right" w:pos="9026"/>
      </w:tabs>
      <w:spacing w:after="0"/>
    </w:pPr>
  </w:style>
  <w:style w:type="character" w:customStyle="1" w:styleId="FooterChar">
    <w:name w:val="Footer Char"/>
    <w:basedOn w:val="DefaultParagraphFont"/>
    <w:link w:val="Footer"/>
    <w:uiPriority w:val="99"/>
    <w:rsid w:val="00381944"/>
    <w:rPr>
      <w:rFonts w:ascii="Arial" w:eastAsia="Times New Roman" w:hAnsi="Arial" w:cs="Times New Roman"/>
      <w:szCs w:val="20"/>
      <w:lang w:eastAsia="en-GB"/>
    </w:rPr>
  </w:style>
  <w:style w:type="paragraph" w:styleId="Caption">
    <w:name w:val="caption"/>
    <w:basedOn w:val="Normal"/>
    <w:next w:val="Normal"/>
    <w:link w:val="CaptionChar"/>
    <w:uiPriority w:val="35"/>
    <w:unhideWhenUsed/>
    <w:qFormat/>
    <w:rsid w:val="004F0EF5"/>
    <w:pPr>
      <w:spacing w:after="200"/>
    </w:pPr>
    <w:rPr>
      <w:i/>
      <w:iCs/>
      <w:color w:val="44546A" w:themeColor="text2"/>
      <w:sz w:val="18"/>
      <w:szCs w:val="18"/>
    </w:rPr>
  </w:style>
  <w:style w:type="character" w:customStyle="1" w:styleId="CaptionChar">
    <w:name w:val="Caption Char"/>
    <w:basedOn w:val="DefaultParagraphFont"/>
    <w:link w:val="Caption"/>
    <w:uiPriority w:val="35"/>
    <w:rsid w:val="004F0EF5"/>
    <w:rPr>
      <w:rFonts w:ascii="Arial" w:eastAsia="Times New Roman" w:hAnsi="Arial" w:cs="Times New Roman"/>
      <w:i/>
      <w:iCs/>
      <w:color w:val="44546A" w:themeColor="text2"/>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microsoft.com/office/2011/relationships/people" Target="people.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457</Words>
  <Characters>2609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2</cp:revision>
  <dcterms:created xsi:type="dcterms:W3CDTF">2018-04-27T12:39:00Z</dcterms:created>
  <dcterms:modified xsi:type="dcterms:W3CDTF">2018-04-27T12:39:00Z</dcterms:modified>
</cp:coreProperties>
</file>